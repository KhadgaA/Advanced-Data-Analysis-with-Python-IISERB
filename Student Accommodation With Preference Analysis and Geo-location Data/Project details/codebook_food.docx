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2"/>
        </w:sdtPr>
        <w:sdtContent>
          <w:ins w:author="Deepak kumar patel" w:id="0" w:date="2021-04-25T08:37:53Z">
            <w:sdt>
              <w:sdtPr>
                <w:tag w:val="goog_rdk_3"/>
              </w:sdtPr>
              <w:sdtContent>
                <w:del w:author="Shivanshu Yadav" w:id="1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4"/>
        </w:sdtPr>
        <w:sdtContent>
          <w:ins w:author="Rohan Bhardwaj" w:id="2" w:date="2021-06-01T08:59:49Z">
            <w:sdt>
              <w:sdtPr>
                <w:tag w:val="goog_rdk_5"/>
              </w:sdtPr>
              <w:sdtContent>
                <w:del w:author="Shivanshu Yadav" w:id="1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6"/>
        </w:sdtPr>
        <w:sdtContent>
          <w:ins w:author="Deepak kumar patel" w:id="0" w:date="2021-04-25T08:37:53Z">
            <w:sdt>
              <w:sdtPr>
                <w:tag w:val="goog_rdk_7"/>
              </w:sdtPr>
              <w:sdtContent>
                <w:del w:author="Shivanshu Yadav" w:id="1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1) GPA – numerical, actual GPA</w:t>
      </w:r>
    </w:p>
    <w:p w:rsidR="00000000" w:rsidDel="00000000" w:rsidP="00000000" w:rsidRDefault="00000000" w:rsidRPr="00000000" w14:paraId="0000000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2) Gender (1 – Female and 2 – Male)</w:t>
      </w:r>
    </w:p>
    <w:sdt>
      <w:sdtPr>
        <w:tag w:val="goog_rdk_9"/>
      </w:sdtPr>
      <w:sdtContent>
        <w:p w:rsidR="00000000" w:rsidDel="00000000" w:rsidP="00000000" w:rsidRDefault="00000000" w:rsidRPr="00000000" w14:paraId="00000003">
          <w:pPr>
            <w:pageBreakBefore w:val="0"/>
            <w:rPr>
              <w:del w:author="Deshmukh Saurav" w:id="3" w:date="2021-09-27T07:02:57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3) Breakfast (the participants are shown the following pictures and asked which one of these pictures they associate with the word “breakfast), 1 – cereal option and 2 – donut op</w:t>
          </w:r>
          <w:sdt>
            <w:sdtPr>
              <w:tag w:val="goog_rdk_8"/>
            </w:sdtPr>
            <w:sdtContent>
              <w:del w:author="Deshmukh Saurav" w:id="3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tion</w:delText>
                </w:r>
              </w:del>
            </w:sdtContent>
          </w:sdt>
        </w:p>
      </w:sdtContent>
    </w:sdt>
    <w:sdt>
      <w:sdtPr>
        <w:tag w:val="goog_rdk_11"/>
      </w:sdtPr>
      <w:sdtContent>
        <w:p w:rsidR="00000000" w:rsidDel="00000000" w:rsidP="00000000" w:rsidRDefault="00000000" w:rsidRPr="00000000" w14:paraId="00000004">
          <w:pPr>
            <w:pageBreakBefore w:val="0"/>
            <w:rPr>
              <w:del w:author="Deshmukh Saurav" w:id="3" w:date="2021-09-27T07:02:57Z"/>
              <w:rFonts w:ascii="Times New Roman" w:cs="Times New Roman" w:eastAsia="Times New Roman" w:hAnsi="Times New Roman"/>
            </w:rPr>
          </w:pPr>
          <w:sdt>
            <w:sdtPr>
              <w:tag w:val="goog_rdk_10"/>
            </w:sdtPr>
            <w:sdtContent>
              <w:del w:author="Deshmukh Saurav" w:id="3" w:date="2021-09-27T07:02:57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17"/>
      </w:sdtPr>
      <w:sdtContent>
        <w:p w:rsidR="00000000" w:rsidDel="00000000" w:rsidP="00000000" w:rsidRDefault="00000000" w:rsidRPr="00000000" w14:paraId="00000005">
          <w:pPr>
            <w:rPr>
              <w:rFonts w:ascii="Times New Roman" w:cs="Times New Roman" w:eastAsia="Times New Roman" w:hAnsi="Times New Roman"/>
            </w:rPr>
            <w:pPrChange w:author="Deshmukh Saurav" w:id="0" w:date="2021-09-27T07:02:57Z">
              <w:pPr>
                <w:pageBreakBefore w:val="0"/>
              </w:pPr>
            </w:pPrChange>
          </w:pPr>
          <w:sdt>
            <w:sdtPr>
              <w:tag w:val="goog_rdk_14"/>
            </w:sdtPr>
            <w:sdtContent>
              <w:ins w:author="Hamza Aziz" w:id="4" w:date="2021-10-29T20:31:37Z">
                <w:sdt>
                  <w:sdtPr>
                    <w:tag w:val="goog_rdk_15"/>
                  </w:sdtPr>
                  <w:sdtContent>
                    <w:del w:author="Deshmukh Saurav" w:id="3" w:date="2021-09-27T07:02:57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16" name="image8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8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14" name="image8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8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del>
                  </w:sdtContent>
                </w:sdt>
              </w:ins>
            </w:sdtContent>
          </w:sdt>
          <w:sdt>
            <w:sdtPr>
              <w:tag w:val="goog_rdk_16"/>
            </w:sdtPr>
            <w:sdtContent>
              <w:del w:author="Deshmukh Saurav" w:id="3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18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sdtContent>
          </w:sdt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0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09750" cy="12065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4) calories_chicken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chicken piadina: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1 - 265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2 - 430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3 - 610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– 720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5) calories_day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Importance of consuming calories per day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i </w:t>
      </w:r>
      <w:sdt>
        <w:sdtPr>
          <w:tag w:val="goog_rdk_18"/>
        </w:sdtPr>
        <w:sdtContent>
          <w:ins w:author="Shivanshu Yadav" w:id="6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don't</w:t>
            </w:r>
          </w:ins>
        </w:sdtContent>
      </w:sdt>
      <w:sdt>
        <w:sdtPr>
          <w:tag w:val="goog_rdk_19"/>
        </w:sdtPr>
        <w:sdtContent>
          <w:del w:author="Shivanshu Yadav" w:id="6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dont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know how many calories i should consume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it is not at all important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it is moderately important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it is very important</w:t>
      </w:r>
    </w:p>
    <w:p w:rsidR="00000000" w:rsidDel="00000000" w:rsidP="00000000" w:rsidRDefault="00000000" w:rsidRPr="00000000" w14:paraId="000000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6) calories_sco</w:t>
      </w:r>
      <w:sdt>
        <w:sdtPr>
          <w:tag w:val="goog_rdk_20"/>
        </w:sdtPr>
        <w:sdtContent>
          <w:ins w:author="Prayushi Doshi" w:id="7" w:date="2021-09-11T09:01:08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</w:t>
            </w:r>
          </w:ins>
        </w:sdtContent>
      </w:sdt>
      <w:sdt>
        <w:sdtPr>
          <w:tag w:val="goog_rdk_21"/>
        </w:sdtPr>
        <w:sdtContent>
          <w:ins w:author="Rohan Bhardwaj" w:id="8" w:date="2021-06-01T09:12:43Z">
            <w:sdt>
              <w:sdtPr>
                <w:tag w:val="goog_rdk_22"/>
              </w:sdtPr>
              <w:sdtContent>
                <w:del w:author="Prayushi Doshi" w:id="7" w:date="2021-09-11T09:01:08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r</w:delText>
                  </w:r>
                </w:del>
              </w:sdtContent>
            </w:sdt>
          </w:ins>
        </w:sdtContent>
      </w:sdt>
      <w:sdt>
        <w:sdtPr>
          <w:tag w:val="goog_rdk_23"/>
        </w:sdtPr>
        <w:sdtContent>
          <w:del w:author="Rohan Bhardwaj" w:id="8" w:date="2021-06-01T09:12:4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</w:t>
      </w:r>
      <w:sdt>
        <w:sdtPr>
          <w:tag w:val="goog_rdk_24"/>
        </w:sdtPr>
        <w:sdtContent>
          <w:ins w:author="Prayushi Doshi" w:id="9" w:date="2021-09-11T09:01:2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scone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scone from starbucks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1 - 107 cal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2 - 315 cal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3 - 420 cal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4 - 980 cal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7) coffee – which of the two pictures you associate with the word coffee?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– creamy </w:t>
      </w:r>
      <w:sdt>
        <w:sdtPr>
          <w:tag w:val="goog_rdk_25"/>
        </w:sdtPr>
        <w:sdtContent>
          <w:ins w:author="Shivanshu Yadav" w:id="10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frappuccino</w:t>
            </w:r>
          </w:ins>
        </w:sdtContent>
      </w:sdt>
      <w:sdt>
        <w:sdtPr>
          <w:tag w:val="goog_rdk_26"/>
        </w:sdtPr>
        <w:sdtContent>
          <w:del w:author="Shivanshu Yadav" w:id="10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frapuccino</w:delText>
            </w:r>
          </w:del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– espresso shown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72973" cy="12700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973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66390" cy="1223032"/>
            <wp:effectExtent b="0" l="0" r="0" t="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390" cy="1223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8) comfort_food - List 3-5 comfort foods that come to mind. </w:t>
      </w:r>
    </w:p>
    <w:p w:rsidR="00000000" w:rsidDel="00000000" w:rsidP="00000000" w:rsidRDefault="00000000" w:rsidRPr="00000000" w14:paraId="0000002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2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9) comfort_food_reasons - What are some of the reasons that make you eat comfort food? (i.e., anger, sadness, happiness, boredom, etc) - list up to three</w:t>
      </w:r>
    </w:p>
    <w:p w:rsidR="00000000" w:rsidDel="00000000" w:rsidP="00000000" w:rsidRDefault="00000000" w:rsidRPr="00000000" w14:paraId="0000002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2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10) comfort_food_reasons_coded</w:t>
      </w:r>
    </w:p>
    <w:p w:rsidR="00000000" w:rsidDel="00000000" w:rsidP="00000000" w:rsidRDefault="00000000" w:rsidRPr="00000000" w14:paraId="0000002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(the one mentioned first)</w:t>
      </w:r>
    </w:p>
    <w:p w:rsidR="00000000" w:rsidDel="00000000" w:rsidP="00000000" w:rsidRDefault="00000000" w:rsidRPr="00000000" w14:paraId="0000002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stress</w:t>
      </w:r>
    </w:p>
    <w:p w:rsidR="00000000" w:rsidDel="00000000" w:rsidP="00000000" w:rsidRDefault="00000000" w:rsidRPr="00000000" w14:paraId="0000002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boredom</w:t>
      </w:r>
    </w:p>
    <w:p w:rsidR="00000000" w:rsidDel="00000000" w:rsidP="00000000" w:rsidRDefault="00000000" w:rsidRPr="00000000" w14:paraId="0000003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depression/sadness</w:t>
      </w:r>
    </w:p>
    <w:p w:rsidR="00000000" w:rsidDel="00000000" w:rsidP="00000000" w:rsidRDefault="00000000" w:rsidRPr="00000000" w14:paraId="0000003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hunger</w:t>
      </w:r>
    </w:p>
    <w:p w:rsidR="00000000" w:rsidDel="00000000" w:rsidP="00000000" w:rsidRDefault="00000000" w:rsidRPr="00000000" w14:paraId="0000003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laziness</w:t>
      </w:r>
    </w:p>
    <w:p w:rsidR="00000000" w:rsidDel="00000000" w:rsidP="00000000" w:rsidRDefault="00000000" w:rsidRPr="00000000" w14:paraId="0000003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cold weather</w:t>
      </w:r>
    </w:p>
    <w:p w:rsidR="00000000" w:rsidDel="00000000" w:rsidP="00000000" w:rsidRDefault="00000000" w:rsidRPr="00000000" w14:paraId="0000003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happiness </w:t>
      </w:r>
    </w:p>
    <w:p w:rsidR="00000000" w:rsidDel="00000000" w:rsidP="00000000" w:rsidRDefault="00000000" w:rsidRPr="00000000" w14:paraId="0000003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</w:t>
      </w:r>
      <w:sdt>
        <w:sdtPr>
          <w:tag w:val="goog_rdk_27"/>
        </w:sdtPr>
        <w:sdtContent>
          <w:ins w:author="Kashin Shah" w:id="11" w:date="2021-08-18T16:05:30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watching tv</w:t>
      </w:r>
    </w:p>
    <w:p w:rsidR="00000000" w:rsidDel="00000000" w:rsidP="00000000" w:rsidRDefault="00000000" w:rsidRPr="00000000" w14:paraId="0000003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none </w:t>
      </w:r>
    </w:p>
    <w:p w:rsidR="00000000" w:rsidDel="00000000" w:rsidP="00000000" w:rsidRDefault="00000000" w:rsidRPr="00000000" w14:paraId="0000003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11) cook – how often do you cook?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Every day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A couple of times a week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Whenever I can, but that is not very often 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 only help a little during holidays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Never, I really do not know my way around a kitchen</w:t>
      </w:r>
    </w:p>
    <w:p w:rsidR="00000000" w:rsidDel="00000000" w:rsidP="00000000" w:rsidRDefault="00000000" w:rsidRPr="00000000" w14:paraId="0000004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30"/>
      </w:sdtPr>
      <w:sdtContent>
        <w:p w:rsidR="00000000" w:rsidDel="00000000" w:rsidP="00000000" w:rsidRDefault="00000000" w:rsidRPr="00000000" w14:paraId="00000041">
          <w:pPr>
            <w:pageBreakBefore w:val="0"/>
            <w:rPr>
              <w:ins w:author="Yash Wadgave" w:id="12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29"/>
            </w:sdtPr>
            <w:sdtContent>
              <w:ins w:author="Yash Wadgave" w:id="12" w:date="2021-07-26T07:03:0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35"/>
      </w:sdtPr>
      <w:sdtContent>
        <w:p w:rsidR="00000000" w:rsidDel="00000000" w:rsidP="00000000" w:rsidRDefault="00000000" w:rsidRPr="00000000" w14:paraId="00000042">
          <w:pPr>
            <w:pageBreakBefore w:val="0"/>
            <w:rPr>
              <w:del w:author="Yash Wadgave" w:id="12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32"/>
            </w:sdtPr>
            <w:sdtContent>
              <w:ins w:author="Yash Wadgave" w:id="12" w:date="2021-07-26T07:03:01Z">
                <w:sdt>
                  <w:sdtPr>
                    <w:tag w:val="goog_rdk_33"/>
                  </w:sdtPr>
                  <w:sdtContent>
                    <w:del w:author="Prayushi Doshi" w:id="13" w:date="2021-09-11T09:07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1</w:delText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 – American</w:delText>
                      </w:r>
                    </w:del>
                  </w:sdtContent>
                </w:sdt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12) cuisine – what type of cuisine did you eat growing up?</w:t>
          </w:r>
          <w:sdt>
            <w:sdtPr>
              <w:tag w:val="goog_rdk_34"/>
            </w:sdtPr>
            <w:sdtContent>
              <w:del w:author="Yash Wadgave" w:id="12" w:date="2021-07-26T07:03:01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43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36"/>
        </w:sdtPr>
        <w:sdtContent>
          <w:del w:author="Yash Wadgave" w:id="12" w:date="2021-07-26T07:03:0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1 – American</w:delText>
            </w:r>
          </w:del>
        </w:sdtContent>
      </w:sdt>
      <w:sdt>
        <w:sdtPr>
          <w:tag w:val="goog_rdk_37"/>
        </w:sdtPr>
        <w:sdtContent>
          <w:ins w:author="Prayushi Doshi" w:id="14" w:date="2021-09-11T09:06:57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 – American</w:t>
            </w:r>
          </w:ins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Mexican.Spanish</w:t>
      </w:r>
    </w:p>
    <w:p w:rsidR="00000000" w:rsidDel="00000000" w:rsidP="00000000" w:rsidRDefault="00000000" w:rsidRPr="00000000" w14:paraId="0000004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Korean/Asian</w:t>
      </w:r>
    </w:p>
    <w:p w:rsidR="00000000" w:rsidDel="00000000" w:rsidP="00000000" w:rsidRDefault="00000000" w:rsidRPr="00000000" w14:paraId="0000004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Indian</w:t>
      </w:r>
    </w:p>
    <w:p w:rsidR="00000000" w:rsidDel="00000000" w:rsidP="00000000" w:rsidRDefault="00000000" w:rsidRPr="00000000" w14:paraId="0000004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 inspired international dishes</w:t>
      </w:r>
    </w:p>
    <w:p w:rsidR="00000000" w:rsidDel="00000000" w:rsidP="00000000" w:rsidRDefault="00000000" w:rsidRPr="00000000" w14:paraId="0000004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other</w:t>
      </w:r>
    </w:p>
    <w:p w:rsidR="00000000" w:rsidDel="00000000" w:rsidP="00000000" w:rsidRDefault="00000000" w:rsidRPr="00000000" w14:paraId="0000004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(lots of cleaning needed for this variable)</w:t>
      </w:r>
    </w:p>
    <w:p w:rsidR="00000000" w:rsidDel="00000000" w:rsidP="00000000" w:rsidRDefault="00000000" w:rsidRPr="00000000" w14:paraId="0000004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13) diet_current – describe your current diet</w:t>
      </w:r>
    </w:p>
    <w:p w:rsidR="00000000" w:rsidDel="00000000" w:rsidP="00000000" w:rsidRDefault="00000000" w:rsidRPr="00000000" w14:paraId="000000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– ideal for NLP</w:t>
      </w:r>
    </w:p>
    <w:p w:rsidR="00000000" w:rsidDel="00000000" w:rsidP="00000000" w:rsidRDefault="00000000" w:rsidRPr="00000000" w14:paraId="0000004E">
      <w:pPr>
        <w:pageBreakBefore w:val="0"/>
        <w:tabs>
          <w:tab w:val="left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4F">
      <w:pPr>
        <w:pageBreakBefore w:val="0"/>
        <w:tabs>
          <w:tab w:val="left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14) diet_current_coded</w:t>
      </w:r>
    </w:p>
    <w:p w:rsidR="00000000" w:rsidDel="00000000" w:rsidP="00000000" w:rsidRDefault="00000000" w:rsidRPr="00000000" w14:paraId="000000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(based on words used to describe the diet)</w:t>
      </w:r>
    </w:p>
    <w:p w:rsidR="00000000" w:rsidDel="00000000" w:rsidP="00000000" w:rsidRDefault="00000000" w:rsidRPr="00000000" w14:paraId="0000005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healthy/balanced/moderated/</w:t>
      </w:r>
    </w:p>
    <w:p w:rsidR="00000000" w:rsidDel="00000000" w:rsidP="00000000" w:rsidRDefault="00000000" w:rsidRPr="00000000" w14:paraId="0000005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unhealthy/cheap/too much/random/</w:t>
      </w:r>
    </w:p>
    <w:p w:rsidR="00000000" w:rsidDel="00000000" w:rsidP="00000000" w:rsidRDefault="00000000" w:rsidRPr="00000000" w14:paraId="0000005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 thing over and over</w:t>
      </w:r>
    </w:p>
    <w:p w:rsidR="00000000" w:rsidDel="00000000" w:rsidP="00000000" w:rsidRDefault="00000000" w:rsidRPr="00000000" w14:paraId="00000056">
      <w:pPr>
        <w:pageBreakBefore w:val="0"/>
        <w:tabs>
          <w:tab w:val="left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15) </w:t>
      </w:r>
      <w:sdt>
        <w:sdtPr>
          <w:tag w:val="goog_rdk_38"/>
        </w:sdtPr>
        <w:sdtContent>
          <w:ins w:author="Shivanshu Yadav" w:id="15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Which</w:t>
            </w:r>
          </w:ins>
        </w:sdtContent>
      </w:sdt>
      <w:sdt>
        <w:sdtPr>
          <w:tag w:val="goog_rdk_39"/>
        </w:sdtPr>
        <w:sdtContent>
          <w:del w:author="Shivanshu Yadav" w:id="15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sdt>
        <w:sdtPr>
          <w:tag w:val="goog_rdk_40"/>
        </w:sdtPr>
        <w:sdtContent>
          <w:del w:author="Manish Masiwal" w:id="16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p</w:delText>
            </w:r>
          </w:del>
        </w:sdtContent>
      </w:sdt>
      <w:sdt>
        <w:sdtPr>
          <w:tag w:val="goog_rdk_41"/>
        </w:sdtPr>
        <w:sdtContent>
          <w:ins w:author="Manish Masiwal" w:id="16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icture do you associate with the word “drink”?</w:t>
      </w:r>
    </w:p>
    <w:p w:rsidR="00000000" w:rsidDel="00000000" w:rsidP="00000000" w:rsidRDefault="00000000" w:rsidRPr="00000000" w14:paraId="000000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orange juice</w:t>
      </w:r>
    </w:p>
    <w:p w:rsidR="00000000" w:rsidDel="00000000" w:rsidP="00000000" w:rsidRDefault="00000000" w:rsidRPr="00000000" w14:paraId="000000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soda </w:t>
      </w:r>
    </w:p>
    <w:p w:rsidR="00000000" w:rsidDel="00000000" w:rsidP="00000000" w:rsidRDefault="00000000" w:rsidRPr="00000000" w14:paraId="0000005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057400" cy="2057400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85950" cy="12573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16) eating_changes  - Describe your eating changes since the moment you got into college?</w:t>
      </w:r>
    </w:p>
    <w:p w:rsidR="00000000" w:rsidDel="00000000" w:rsidP="00000000" w:rsidRDefault="00000000" w:rsidRPr="00000000" w14:paraId="000000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</w:t>
      </w:r>
    </w:p>
    <w:p w:rsidR="00000000" w:rsidDel="00000000" w:rsidP="00000000" w:rsidRDefault="00000000" w:rsidRPr="00000000" w14:paraId="0000006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17) eating_changes_coded</w:t>
      </w:r>
    </w:p>
    <w:p w:rsidR="00000000" w:rsidDel="00000000" w:rsidP="00000000" w:rsidRDefault="00000000" w:rsidRPr="00000000" w14:paraId="0000006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worse</w:t>
      </w:r>
    </w:p>
    <w:p w:rsidR="00000000" w:rsidDel="00000000" w:rsidP="00000000" w:rsidRDefault="00000000" w:rsidRPr="00000000" w14:paraId="0000006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better</w:t>
      </w:r>
    </w:p>
    <w:p w:rsidR="00000000" w:rsidDel="00000000" w:rsidP="00000000" w:rsidRDefault="00000000" w:rsidRPr="00000000" w14:paraId="0000006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</w:t>
      </w:r>
    </w:p>
    <w:p w:rsidR="00000000" w:rsidDel="00000000" w:rsidP="00000000" w:rsidRDefault="00000000" w:rsidRPr="00000000" w14:paraId="0000006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18) eating_changes_coded1</w:t>
      </w:r>
    </w:p>
    <w:p w:rsidR="00000000" w:rsidDel="00000000" w:rsidP="00000000" w:rsidRDefault="00000000" w:rsidRPr="00000000" w14:paraId="000000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eat faster</w:t>
      </w:r>
    </w:p>
    <w:p w:rsidR="00000000" w:rsidDel="00000000" w:rsidP="00000000" w:rsidRDefault="00000000" w:rsidRPr="00000000" w14:paraId="0000006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bigger quantity</w:t>
      </w:r>
    </w:p>
    <w:p w:rsidR="00000000" w:rsidDel="00000000" w:rsidP="00000000" w:rsidRDefault="00000000" w:rsidRPr="00000000" w14:paraId="0000006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worse quality </w:t>
      </w:r>
    </w:p>
    <w:p w:rsidR="00000000" w:rsidDel="00000000" w:rsidP="00000000" w:rsidRDefault="00000000" w:rsidRPr="00000000" w14:paraId="000000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same food</w:t>
      </w:r>
    </w:p>
    <w:p w:rsidR="00000000" w:rsidDel="00000000" w:rsidP="00000000" w:rsidRDefault="00000000" w:rsidRPr="00000000" w14:paraId="000000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healthier</w:t>
      </w:r>
    </w:p>
    <w:p w:rsidR="00000000" w:rsidDel="00000000" w:rsidP="00000000" w:rsidRDefault="00000000" w:rsidRPr="00000000" w14:paraId="0000007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unclear</w:t>
      </w:r>
    </w:p>
    <w:p w:rsidR="00000000" w:rsidDel="00000000" w:rsidP="00000000" w:rsidRDefault="00000000" w:rsidRPr="00000000" w14:paraId="0000007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drink coffee </w:t>
      </w:r>
    </w:p>
    <w:p w:rsidR="00000000" w:rsidDel="00000000" w:rsidP="00000000" w:rsidRDefault="00000000" w:rsidRPr="00000000" w14:paraId="000000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less food</w:t>
      </w:r>
    </w:p>
    <w:p w:rsidR="00000000" w:rsidDel="00000000" w:rsidP="00000000" w:rsidRDefault="00000000" w:rsidRPr="00000000" w14:paraId="0000007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more sweets</w:t>
      </w:r>
    </w:p>
    <w:p w:rsidR="00000000" w:rsidDel="00000000" w:rsidP="00000000" w:rsidRDefault="00000000" w:rsidRPr="00000000" w14:paraId="0000007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 – timing </w:t>
      </w:r>
    </w:p>
    <w:p w:rsidR="00000000" w:rsidDel="00000000" w:rsidP="00000000" w:rsidRDefault="00000000" w:rsidRPr="00000000" w14:paraId="0000007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 – more carbs or snacking</w:t>
      </w:r>
    </w:p>
    <w:p w:rsidR="00000000" w:rsidDel="00000000" w:rsidP="00000000" w:rsidRDefault="00000000" w:rsidRPr="00000000" w14:paraId="0000007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 – drink more water</w:t>
      </w:r>
    </w:p>
    <w:p w:rsidR="00000000" w:rsidDel="00000000" w:rsidP="00000000" w:rsidRDefault="00000000" w:rsidRPr="00000000" w14:paraId="0000007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 – more variety</w:t>
      </w:r>
    </w:p>
    <w:p w:rsidR="00000000" w:rsidDel="00000000" w:rsidP="00000000" w:rsidRDefault="00000000" w:rsidRPr="00000000" w14:paraId="0000007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19) eating_out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frequency of eating out in a typical week 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2 - 1-2 times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3 - 2-3 times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4 - 3-5 times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every day</w:t>
      </w:r>
    </w:p>
    <w:p w:rsidR="00000000" w:rsidDel="00000000" w:rsidP="00000000" w:rsidRDefault="00000000" w:rsidRPr="00000000" w14:paraId="0000008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20) employment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do you work?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yes full time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yes part time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– no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 - other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21) ethnic_food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ethnic food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9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22) exercise – how often do you exercise in a regular week?</w:t>
      </w:r>
    </w:p>
    <w:p w:rsidR="00000000" w:rsidDel="00000000" w:rsidP="00000000" w:rsidRDefault="00000000" w:rsidRPr="00000000" w14:paraId="0000009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Everyday </w:t>
      </w:r>
    </w:p>
    <w:p w:rsidR="00000000" w:rsidDel="00000000" w:rsidP="00000000" w:rsidRDefault="00000000" w:rsidRPr="00000000" w14:paraId="0000009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Twice or three times per week </w:t>
      </w:r>
    </w:p>
    <w:p w:rsidR="00000000" w:rsidDel="00000000" w:rsidP="00000000" w:rsidRDefault="00000000" w:rsidRPr="00000000" w14:paraId="0000009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3 - Once a week</w:t>
      </w:r>
    </w:p>
    <w:p w:rsidR="00000000" w:rsidDel="00000000" w:rsidP="00000000" w:rsidRDefault="00000000" w:rsidRPr="00000000" w14:paraId="0000009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4 - Sometimes </w:t>
      </w:r>
    </w:p>
    <w:p w:rsidR="00000000" w:rsidDel="00000000" w:rsidP="00000000" w:rsidRDefault="00000000" w:rsidRPr="00000000" w14:paraId="0000009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Never</w:t>
      </w:r>
    </w:p>
    <w:p w:rsidR="00000000" w:rsidDel="00000000" w:rsidP="00000000" w:rsidRDefault="00000000" w:rsidRPr="00000000" w14:paraId="0000009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23) father_education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 </w:t>
      </w:r>
    </w:p>
    <w:p w:rsidR="00000000" w:rsidDel="00000000" w:rsidP="00000000" w:rsidRDefault="00000000" w:rsidRPr="00000000" w14:paraId="0000009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24) father_profession – what is your father profession?</w:t>
      </w:r>
    </w:p>
    <w:p w:rsidR="00000000" w:rsidDel="00000000" w:rsidP="00000000" w:rsidRDefault="00000000" w:rsidRPr="00000000" w14:paraId="000000A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25) fav_cuisine - What is your favorite cuisine?</w:t>
      </w:r>
    </w:p>
    <w:p w:rsidR="00000000" w:rsidDel="00000000" w:rsidP="00000000" w:rsidRDefault="00000000" w:rsidRPr="00000000" w14:paraId="000000A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26) fav_cuisine_coded</w:t>
      </w:r>
    </w:p>
    <w:p w:rsidR="00000000" w:rsidDel="00000000" w:rsidP="00000000" w:rsidRDefault="00000000" w:rsidRPr="00000000" w14:paraId="000000A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0-none</w:t>
      </w:r>
    </w:p>
    <w:p w:rsidR="00000000" w:rsidDel="00000000" w:rsidP="00000000" w:rsidRDefault="00000000" w:rsidRPr="00000000" w14:paraId="000000A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Italian/French/greek</w:t>
      </w:r>
    </w:p>
    <w:p w:rsidR="00000000" w:rsidDel="00000000" w:rsidP="00000000" w:rsidRDefault="00000000" w:rsidRPr="00000000" w14:paraId="000000A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Spanish/mexican</w:t>
      </w:r>
    </w:p>
    <w:p w:rsidR="00000000" w:rsidDel="00000000" w:rsidP="00000000" w:rsidRDefault="00000000" w:rsidRPr="00000000" w14:paraId="000000A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Arabic/Turkish</w:t>
      </w:r>
    </w:p>
    <w:p w:rsidR="00000000" w:rsidDel="00000000" w:rsidP="00000000" w:rsidRDefault="00000000" w:rsidRPr="00000000" w14:paraId="000000A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asian/chineses/thai/nepal</w:t>
      </w:r>
    </w:p>
    <w:p w:rsidR="00000000" w:rsidDel="00000000" w:rsidP="00000000" w:rsidRDefault="00000000" w:rsidRPr="00000000" w14:paraId="000000A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</w:t>
      </w:r>
    </w:p>
    <w:p w:rsidR="00000000" w:rsidDel="00000000" w:rsidP="00000000" w:rsidRDefault="00000000" w:rsidRPr="00000000" w14:paraId="000000A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African </w:t>
      </w:r>
    </w:p>
    <w:p w:rsidR="00000000" w:rsidDel="00000000" w:rsidP="00000000" w:rsidRDefault="00000000" w:rsidRPr="00000000" w14:paraId="000000B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Jamaican</w:t>
      </w:r>
    </w:p>
    <w:p w:rsidR="00000000" w:rsidDel="00000000" w:rsidP="00000000" w:rsidRDefault="00000000" w:rsidRPr="00000000" w14:paraId="000000B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indian</w:t>
      </w:r>
    </w:p>
    <w:p w:rsidR="00000000" w:rsidDel="00000000" w:rsidP="00000000" w:rsidRDefault="00000000" w:rsidRPr="00000000" w14:paraId="000000B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27) fav_food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was your favorite food cooked at home or store bought? 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cooked at home 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store bought 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both bought at store and cooked at home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28) food_childhood – what was your favorite childhood food?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Open ended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29) which of these pictures you associate with word fries? </w:t>
      </w:r>
    </w:p>
    <w:p w:rsidR="00000000" w:rsidDel="00000000" w:rsidP="00000000" w:rsidRDefault="00000000" w:rsidRPr="00000000" w14:paraId="000000B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Mcdonald’s fries</w:t>
      </w:r>
    </w:p>
    <w:p w:rsidR="00000000" w:rsidDel="00000000" w:rsidP="00000000" w:rsidRDefault="00000000" w:rsidRPr="00000000" w14:paraId="000000B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home fries</w:t>
      </w:r>
    </w:p>
    <w:p w:rsidR="00000000" w:rsidDel="00000000" w:rsidP="00000000" w:rsidRDefault="00000000" w:rsidRPr="00000000" w14:paraId="000000C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829488" cy="1028746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1028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954425" cy="787779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425" cy="787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30) fruit_day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fruit in a regular day 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C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31) grade_level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freshman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2 -Sophomore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Junior 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Senior</w:t>
      </w:r>
    </w:p>
    <w:p w:rsidR="00000000" w:rsidDel="00000000" w:rsidP="00000000" w:rsidRDefault="00000000" w:rsidRPr="00000000" w14:paraId="000000D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32) greek_food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greek food when available?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33) healthy_feel</w:t>
      </w:r>
      <w:sdt>
        <w:sdtPr>
          <w:tag w:val="goog_rdk_42"/>
        </w:sdtPr>
        <w:sdtContent>
          <w:ins w:author="Tenenz" w:id="17" w:date="2021-09-26T12:14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how likely are you to agree with the following statement: “I feel very healthy!” ?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0D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34) healthy_meal – what is a healthy meal? Describe in 2-3 sentences.</w:t>
      </w:r>
    </w:p>
    <w:p w:rsidR="00000000" w:rsidDel="00000000" w:rsidP="00000000" w:rsidRDefault="00000000" w:rsidRPr="00000000" w14:paraId="000000D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D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35) ideal_diet – describe your ideal diet in 2-3 sentences</w:t>
      </w:r>
    </w:p>
    <w:p w:rsidR="00000000" w:rsidDel="00000000" w:rsidP="00000000" w:rsidRDefault="00000000" w:rsidRPr="00000000" w14:paraId="000000E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36) Ideal_diet_coded</w:t>
      </w:r>
    </w:p>
    <w:p w:rsidR="00000000" w:rsidDel="00000000" w:rsidP="00000000" w:rsidRDefault="00000000" w:rsidRPr="00000000" w14:paraId="000000E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portion control</w:t>
      </w:r>
    </w:p>
    <w:p w:rsidR="00000000" w:rsidDel="00000000" w:rsidP="00000000" w:rsidRDefault="00000000" w:rsidRPr="00000000" w14:paraId="000000E5">
      <w:pPr>
        <w:pageBreakBefore w:val="0"/>
        <w:tabs>
          <w:tab w:val="left" w:pos="436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adding veggies/eating healthier food/adding fruit</w:t>
        <w:tab/>
      </w:r>
    </w:p>
    <w:p w:rsidR="00000000" w:rsidDel="00000000" w:rsidP="00000000" w:rsidRDefault="00000000" w:rsidRPr="00000000" w14:paraId="000000E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balance</w:t>
      </w:r>
    </w:p>
    <w:p w:rsidR="00000000" w:rsidDel="00000000" w:rsidP="00000000" w:rsidRDefault="00000000" w:rsidRPr="00000000" w14:paraId="000000E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less sugar</w:t>
      </w:r>
    </w:p>
    <w:p w:rsidR="00000000" w:rsidDel="00000000" w:rsidP="00000000" w:rsidRDefault="00000000" w:rsidRPr="00000000" w14:paraId="000000E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home cooked/organic</w:t>
      </w:r>
    </w:p>
    <w:p w:rsidR="00000000" w:rsidDel="00000000" w:rsidP="00000000" w:rsidRDefault="00000000" w:rsidRPr="00000000" w14:paraId="000000E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current diet</w:t>
      </w:r>
    </w:p>
    <w:p w:rsidR="00000000" w:rsidDel="00000000" w:rsidP="00000000" w:rsidRDefault="00000000" w:rsidRPr="00000000" w14:paraId="000000E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more protein</w:t>
      </w:r>
    </w:p>
    <w:p w:rsidR="00000000" w:rsidDel="00000000" w:rsidP="00000000" w:rsidRDefault="00000000" w:rsidRPr="00000000" w14:paraId="000000E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unclear</w:t>
      </w:r>
    </w:p>
    <w:p w:rsidR="00000000" w:rsidDel="00000000" w:rsidP="00000000" w:rsidRDefault="00000000" w:rsidRPr="00000000" w14:paraId="000000E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37) income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$15,000 </w:t>
      </w:r>
    </w:p>
    <w:sdt>
      <w:sdtPr>
        <w:tag w:val="goog_rdk_44"/>
      </w:sdtPr>
      <w:sdtContent>
        <w:p w:rsidR="00000000" w:rsidDel="00000000" w:rsidP="00000000" w:rsidRDefault="00000000" w:rsidRPr="00000000" w14:paraId="000000E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before="0" w:line="240" w:lineRule="auto"/>
            <w:ind w:left="0" w:right="0" w:firstLine="0"/>
            <w:jc w:val="left"/>
            <w:rPr>
              <w:del w:author="Dhanashree Gurav" w:id="18" w:date="2021-06-07T09:25:22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2 - $15,001 to $30,000 </w:t>
          </w:r>
          <w:sdt>
            <w:sdtPr>
              <w:tag w:val="goog_rdk_43"/>
            </w:sdtPr>
            <w:sdtContent>
              <w:del w:author="Dhanashree Gurav" w:id="18" w:date="2021-06-07T09:25:22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$30,001 to $50,000 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$50,001 to $70,000 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$70,001 to $100,000 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higher than $100,000</w:t>
      </w:r>
    </w:p>
    <w:p w:rsidR="00000000" w:rsidDel="00000000" w:rsidP="00000000" w:rsidRDefault="00000000" w:rsidRPr="00000000" w14:paraId="000000F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38) indian_food – how likely are you to eat indian food when available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F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39) Italian_food – how likely are you to eat Italian food when available?</w:t>
      </w:r>
    </w:p>
    <w:p w:rsidR="00000000" w:rsidDel="00000000" w:rsidP="00000000" w:rsidRDefault="00000000" w:rsidRPr="00000000" w14:paraId="000000F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40) life_rewarding – how likely are you to agree with the following statement: “I feel life is very rewarding!” ?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10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41) marital_status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1 -Single 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In a relationship 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Cohabiting 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Married 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Divorced 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Widowed</w:t>
      </w:r>
    </w:p>
    <w:p w:rsidR="00000000" w:rsidDel="00000000" w:rsidP="00000000" w:rsidRDefault="00000000" w:rsidRPr="00000000" w14:paraId="0000010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42) meals_dinner_friend – What would you serve to a friend for dinner?</w:t>
      </w:r>
    </w:p>
    <w:p w:rsidR="00000000" w:rsidDel="00000000" w:rsidP="00000000" w:rsidRDefault="00000000" w:rsidRPr="00000000" w14:paraId="0000011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11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43) mother</w:t>
      </w:r>
      <w:sdt>
        <w:sdtPr>
          <w:tag w:val="goog_rdk_45"/>
        </w:sdtPr>
        <w:sdtContent>
          <w:del w:author="Tenenz" w:id="19" w:date="2021-09-26T12:15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_education 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</w:t>
      </w:r>
    </w:p>
    <w:p w:rsidR="00000000" w:rsidDel="00000000" w:rsidP="00000000" w:rsidRDefault="00000000" w:rsidRPr="00000000" w14:paraId="0000011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44) mother</w:t>
      </w:r>
      <w:sdt>
        <w:sdtPr>
          <w:tag w:val="goog_rdk_46"/>
        </w:sdtPr>
        <w:sdtContent>
          <w:del w:author="Tenenz" w:id="20" w:date="2021-09-26T12:15:2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_profession – what is your mother’s profession? </w:t>
      </w:r>
    </w:p>
    <w:p w:rsidR="00000000" w:rsidDel="00000000" w:rsidP="00000000" w:rsidRDefault="00000000" w:rsidRPr="00000000" w14:paraId="0000011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45) nutritional_check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checking nutritional values frequency 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on certain products only 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very rarely 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most products 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on everything</w:t>
      </w:r>
    </w:p>
    <w:p w:rsidR="00000000" w:rsidDel="00000000" w:rsidP="00000000" w:rsidRDefault="00000000" w:rsidRPr="00000000" w14:paraId="0000012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46) on_off_campus – living situation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On campus 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Rent out of campus 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Live with my parents and commute 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Own my own house</w:t>
      </w:r>
    </w:p>
    <w:p w:rsidR="00000000" w:rsidDel="00000000" w:rsidP="00000000" w:rsidRDefault="00000000" w:rsidRPr="00000000" w14:paraId="0000012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47) parents_cook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Approximately how many days a week did your parents cook? 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Almost everyday 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2 - 2-3 times a week 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3 - 1-2 times a week 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holidays only 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</w:t>
      </w:r>
    </w:p>
    <w:p w:rsidR="00000000" w:rsidDel="00000000" w:rsidP="00000000" w:rsidRDefault="00000000" w:rsidRPr="00000000" w14:paraId="0000013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48) pay_meal_out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much would you pay for meal out?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up to $5.00 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$5.01 to $10.00 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$10.01 to $20.00 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$20.01 to $30.00 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$30.01 to $40.00 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more than $40.01 </w:t>
      </w:r>
    </w:p>
    <w:p w:rsidR="00000000" w:rsidDel="00000000" w:rsidP="00000000" w:rsidRDefault="00000000" w:rsidRPr="00000000" w14:paraId="0000013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49) Persian_food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persian food when available?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3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50) self_perception_weight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self perception of weight 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i dont think myself in these terms 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overweight 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slightly overweight 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just right 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very fit 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slim </w:t>
      </w:r>
    </w:p>
    <w:p w:rsidR="00000000" w:rsidDel="00000000" w:rsidP="00000000" w:rsidRDefault="00000000" w:rsidRPr="00000000" w14:paraId="0000014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51) Which of the two pictures you associate with the word soup?</w:t>
      </w:r>
    </w:p>
    <w:p w:rsidR="00000000" w:rsidDel="00000000" w:rsidP="00000000" w:rsidRDefault="00000000" w:rsidRPr="00000000" w14:paraId="0000014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veggie soup</w:t>
      </w:r>
    </w:p>
    <w:p w:rsidR="00000000" w:rsidDel="00000000" w:rsidP="00000000" w:rsidRDefault="00000000" w:rsidRPr="00000000" w14:paraId="0000014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creamy soup</w:t>
      </w:r>
    </w:p>
    <w:p w:rsidR="00000000" w:rsidDel="00000000" w:rsidP="00000000" w:rsidRDefault="00000000" w:rsidRPr="00000000" w14:paraId="0000014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714500" cy="1068544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68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47800" cy="14478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52) sports - sports – do you do any sporting activity?</w:t>
      </w:r>
    </w:p>
    <w:p w:rsidR="00000000" w:rsidDel="00000000" w:rsidP="00000000" w:rsidRDefault="00000000" w:rsidRPr="00000000" w14:paraId="000001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5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Yes </w:t>
      </w:r>
    </w:p>
    <w:p w:rsidR="00000000" w:rsidDel="00000000" w:rsidP="00000000" w:rsidRDefault="00000000" w:rsidRPr="00000000" w14:paraId="00000153">
      <w:pPr>
        <w:pageBreakBefore w:val="0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No </w:t>
      </w:r>
    </w:p>
    <w:p w:rsidR="00000000" w:rsidDel="00000000" w:rsidP="00000000" w:rsidRDefault="00000000" w:rsidRPr="00000000" w14:paraId="0000015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 – no answer</w:t>
      </w:r>
    </w:p>
    <w:p w:rsidR="00000000" w:rsidDel="00000000" w:rsidP="00000000" w:rsidRDefault="00000000" w:rsidRPr="00000000" w14:paraId="0000015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53) thai_food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47"/>
        </w:sdtPr>
        <w:sdtContent>
          <w:ins w:author="Shivanshu Yadav" w:id="21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is it to</w:t>
            </w:r>
          </w:ins>
        </w:sdtContent>
      </w:sdt>
      <w:sdt>
        <w:sdtPr>
          <w:tag w:val="goog_rdk_48"/>
        </w:sdtPr>
        <w:sdtContent>
          <w:del w:author="Shivanshu Yadav" w:id="21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thai food when available?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5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54) tortilla_calories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burrito </w:t>
      </w:r>
      <w:sdt>
        <w:sdtPr>
          <w:tag w:val="goog_rdk_49"/>
        </w:sdtPr>
        <w:sdtContent>
          <w:ins w:author="Shivanshu Yadav" w:id="22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50"/>
        </w:sdtPr>
        <w:sdtContent>
          <w:del w:author="Shivanshu Yadav" w:id="22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from </w:t>
      </w:r>
      <w:sdt>
        <w:sdtPr>
          <w:tag w:val="goog_rdk_51"/>
        </w:sdtPr>
        <w:sdtContent>
          <w:ins w:author="Shivanshu Yadav" w:id="23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Chipotle</w:t>
            </w:r>
          </w:ins>
        </w:sdtContent>
      </w:sdt>
      <w:sdt>
        <w:sdtPr>
          <w:tag w:val="goog_rdk_52"/>
        </w:sdtPr>
        <w:sdtContent>
          <w:del w:author="Shivanshu Yadav" w:id="23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Chipolte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?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1 - 580 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2 - 725 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3 - 940 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4 - 1165</w:t>
      </w:r>
    </w:p>
    <w:p w:rsidR="00000000" w:rsidDel="00000000" w:rsidP="00000000" w:rsidRDefault="00000000" w:rsidRPr="00000000" w14:paraId="0000016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55) turkey_calories - Can you guess how many calories are in the foods shown below? (Panera Bread Roasted Turkey and Avocado BLT)</w:t>
      </w:r>
    </w:p>
    <w:p w:rsidR="00000000" w:rsidDel="00000000" w:rsidP="00000000" w:rsidRDefault="00000000" w:rsidRPr="00000000" w14:paraId="0000016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1 - 345 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2 - 500 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3 - 690 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4 - 850</w:t>
      </w:r>
    </w:p>
    <w:p w:rsidR="00000000" w:rsidDel="00000000" w:rsidP="00000000" w:rsidRDefault="00000000" w:rsidRPr="00000000" w14:paraId="000001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56) type_sports – what type of sports are you </w:t>
      </w:r>
      <w:sdt>
        <w:sdtPr>
          <w:tag w:val="goog_rdk_53"/>
        </w:sdtPr>
        <w:sdtContent>
          <w:ins w:author="Shivanshu Yadav" w:id="24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involved in</w:t>
            </w:r>
          </w:ins>
        </w:sdtContent>
      </w:sdt>
      <w:sdt>
        <w:sdtPr>
          <w:tag w:val="goog_rdk_54"/>
        </w:sdtPr>
        <w:sdtContent>
          <w:del w:author="Shivanshu Yadav" w:id="24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involved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?</w:t>
      </w:r>
    </w:p>
    <w:p w:rsidR="00000000" w:rsidDel="00000000" w:rsidP="00000000" w:rsidRDefault="00000000" w:rsidRPr="00000000" w14:paraId="000001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Open-ended</w:t>
      </w:r>
    </w:p>
    <w:p w:rsidR="00000000" w:rsidDel="00000000" w:rsidP="00000000" w:rsidRDefault="00000000" w:rsidRPr="00000000" w14:paraId="0000016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57) veggies_day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55"/>
        </w:sdtPr>
        <w:sdtContent>
          <w:ins w:author="Shivanshu Yadav" w:id="25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are you to</w:t>
            </w:r>
          </w:ins>
        </w:sdtContent>
      </w:sdt>
      <w:sdt>
        <w:sdtPr>
          <w:tag w:val="goog_rdk_56"/>
        </w:sdtPr>
        <w:sdtContent>
          <w:del w:author="Shivanshu Yadav" w:id="25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veggies in a day? 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4- likely 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</w:t>
      </w:r>
    </w:p>
    <w:p w:rsidR="00000000" w:rsidDel="00000000" w:rsidP="00000000" w:rsidRDefault="00000000" w:rsidRPr="00000000" w14:paraId="0000017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58) vitamins – do you take any supplements or vitamins?</w:t>
      </w:r>
    </w:p>
    <w:p w:rsidR="00000000" w:rsidDel="00000000" w:rsidP="00000000" w:rsidRDefault="00000000" w:rsidRPr="00000000" w14:paraId="0000017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yes</w:t>
      </w:r>
    </w:p>
    <w:p w:rsidR="00000000" w:rsidDel="00000000" w:rsidP="00000000" w:rsidRDefault="00000000" w:rsidRPr="00000000" w14:paraId="0000017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no</w:t>
      </w:r>
    </w:p>
    <w:p w:rsidR="00000000" w:rsidDel="00000000" w:rsidP="00000000" w:rsidRDefault="00000000" w:rsidRPr="00000000" w14:paraId="0000017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59) waffle_calories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waffle potato </w:t>
      </w:r>
      <w:sdt>
        <w:sdtPr>
          <w:tag w:val="goog_rdk_57"/>
        </w:sdtPr>
        <w:sdtContent>
          <w:ins w:author="Shivanshu Yadav" w:id="26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58"/>
        </w:sdtPr>
        <w:sdtContent>
          <w:del w:author="Shivanshu Yadav" w:id="26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1 - 575 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2 - 760 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3 - 900 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4 - 1315</w:t>
      </w:r>
    </w:p>
    <w:p w:rsidR="00000000" w:rsidDel="00000000" w:rsidP="00000000" w:rsidRDefault="00000000" w:rsidRPr="00000000" w14:paraId="0000017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60) weight – what is your weight in pounds? </w:t>
      </w:r>
    </w:p>
    <w:p w:rsidR="00000000" w:rsidDel="00000000" w:rsidP="00000000" w:rsidRDefault="00000000" w:rsidRPr="00000000" w14:paraId="0000018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3F562E"/>
    <w:rPr>
      <w:rFonts w:ascii="Lucida Grande" w:cs="Lucida Grande" w:hAnsi="Lucida Grande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3F562E"/>
    <w:rPr>
      <w:rFonts w:ascii="Lucida Grande" w:cs="Lucida Grande" w:hAnsi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cs="Courier" w:hAnsi="Courier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3F562E"/>
    <w:rPr>
      <w:rFonts w:ascii="Courier" w:cs="Courier" w:hAnsi="Courier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3F562E"/>
    <w:rPr>
      <w:rFonts w:ascii="Courier" w:cs="Courier" w:hAnsi="Courier" w:eastAsiaTheme="minorEastAsia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9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AlxYhSA9q9pGqNnvC8h/jviQnGA==">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2017-04-18T14:00:00Z</dcterms:created>
  <dc:creator>Mercyhurst  University</dc:creator>
</cp:coreProperties>
</file>